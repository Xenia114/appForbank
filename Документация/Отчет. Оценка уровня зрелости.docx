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7C92" w:rsidRPr="007B19A0" w:rsidRDefault="00847FA5">
      <w:pPr>
        <w:spacing w:before="240" w:after="240"/>
        <w:ind w:right="5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B19A0">
        <w:rPr>
          <w:rFonts w:ascii="Times New Roman" w:eastAsia="Times New Roman" w:hAnsi="Times New Roman" w:cs="Times New Roman"/>
          <w:sz w:val="28"/>
          <w:szCs w:val="28"/>
        </w:rPr>
        <w:t>Пермский государственный национальный исследовательский университет</w:t>
      </w:r>
    </w:p>
    <w:p w:rsidR="001C7C92" w:rsidRPr="007B19A0" w:rsidRDefault="00847FA5">
      <w:pPr>
        <w:ind w:right="5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B19A0">
        <w:rPr>
          <w:rFonts w:ascii="Times New Roman" w:eastAsia="Times New Roman" w:hAnsi="Times New Roman" w:cs="Times New Roman"/>
          <w:sz w:val="28"/>
          <w:szCs w:val="28"/>
        </w:rPr>
        <w:t>Институт</w:t>
      </w:r>
      <w:bookmarkStart w:id="0" w:name="_GoBack"/>
      <w:bookmarkEnd w:id="0"/>
      <w:r w:rsidRPr="007B19A0">
        <w:rPr>
          <w:rFonts w:ascii="Times New Roman" w:eastAsia="Times New Roman" w:hAnsi="Times New Roman" w:cs="Times New Roman"/>
          <w:sz w:val="28"/>
          <w:szCs w:val="28"/>
        </w:rPr>
        <w:t xml:space="preserve"> компьютерных наук и технологий</w:t>
      </w:r>
    </w:p>
    <w:p w:rsidR="001C7C92" w:rsidRPr="007B19A0" w:rsidRDefault="00847FA5">
      <w:pPr>
        <w:spacing w:after="240"/>
        <w:jc w:val="center"/>
        <w:rPr>
          <w:rFonts w:ascii="Times New Roman" w:eastAsia="Times New Roman" w:hAnsi="Times New Roman" w:cs="Times New Roman"/>
          <w:sz w:val="41"/>
          <w:szCs w:val="41"/>
        </w:rPr>
      </w:pPr>
      <w:r w:rsidRPr="007B19A0"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 w:rsidRPr="007B19A0">
        <w:rPr>
          <w:rFonts w:ascii="Times New Roman" w:eastAsia="Times New Roman" w:hAnsi="Times New Roman" w:cs="Times New Roman"/>
          <w:sz w:val="41"/>
          <w:szCs w:val="41"/>
        </w:rPr>
        <w:t xml:space="preserve"> </w:t>
      </w:r>
    </w:p>
    <w:p w:rsidR="001C7C92" w:rsidRPr="007B19A0" w:rsidRDefault="00847FA5">
      <w:pPr>
        <w:spacing w:after="240"/>
        <w:jc w:val="center"/>
        <w:rPr>
          <w:rFonts w:ascii="Times New Roman" w:eastAsia="Times New Roman" w:hAnsi="Times New Roman" w:cs="Times New Roman"/>
          <w:sz w:val="25"/>
          <w:szCs w:val="25"/>
        </w:rPr>
      </w:pPr>
      <w:r w:rsidRPr="007B19A0">
        <w:rPr>
          <w:rFonts w:ascii="Times New Roman" w:eastAsia="Times New Roman" w:hAnsi="Times New Roman" w:cs="Times New Roman"/>
          <w:sz w:val="41"/>
          <w:szCs w:val="41"/>
        </w:rPr>
        <w:t xml:space="preserve"> </w:t>
      </w:r>
    </w:p>
    <w:p w:rsidR="007B19A0" w:rsidRPr="007B19A0" w:rsidRDefault="007B19A0" w:rsidP="007B19A0">
      <w:pPr>
        <w:spacing w:after="240"/>
        <w:rPr>
          <w:rFonts w:ascii="Times New Roman" w:eastAsia="Times New Roman" w:hAnsi="Times New Roman" w:cs="Times New Roman"/>
          <w:sz w:val="41"/>
          <w:szCs w:val="41"/>
          <w:lang w:val="ru-RU"/>
        </w:rPr>
      </w:pPr>
    </w:p>
    <w:p w:rsidR="001C7C92" w:rsidRPr="007B19A0" w:rsidRDefault="00847FA5">
      <w:pPr>
        <w:spacing w:after="240"/>
        <w:jc w:val="center"/>
        <w:rPr>
          <w:rFonts w:ascii="Times New Roman" w:eastAsia="Times New Roman" w:hAnsi="Times New Roman" w:cs="Times New Roman"/>
          <w:sz w:val="41"/>
          <w:szCs w:val="41"/>
        </w:rPr>
      </w:pPr>
      <w:r w:rsidRPr="007B19A0">
        <w:rPr>
          <w:rFonts w:ascii="Times New Roman" w:eastAsia="Times New Roman" w:hAnsi="Times New Roman" w:cs="Times New Roman"/>
          <w:sz w:val="41"/>
          <w:szCs w:val="41"/>
        </w:rPr>
        <w:t xml:space="preserve"> </w:t>
      </w:r>
    </w:p>
    <w:p w:rsidR="007B19A0" w:rsidRPr="007B19A0" w:rsidRDefault="007B19A0" w:rsidP="007B19A0">
      <w:pPr>
        <w:pStyle w:val="1"/>
        <w:jc w:val="center"/>
        <w:rPr>
          <w:rFonts w:ascii="Times New Roman" w:hAnsi="Times New Roman" w:cs="Times New Roman"/>
          <w:sz w:val="32"/>
          <w:lang w:val="ru-RU"/>
        </w:rPr>
      </w:pPr>
      <w:bookmarkStart w:id="1" w:name="_Ref212508168"/>
      <w:r w:rsidRPr="007B19A0">
        <w:rPr>
          <w:rFonts w:ascii="Times New Roman" w:hAnsi="Times New Roman" w:cs="Times New Roman"/>
          <w:sz w:val="32"/>
          <w:lang w:val="ru-RU"/>
        </w:rPr>
        <w:t xml:space="preserve">Оценка уровня зрелости процесса разработки </w:t>
      </w:r>
      <w:proofErr w:type="gramStart"/>
      <w:r w:rsidRPr="007B19A0">
        <w:rPr>
          <w:rFonts w:ascii="Times New Roman" w:hAnsi="Times New Roman" w:cs="Times New Roman"/>
          <w:sz w:val="32"/>
          <w:lang w:val="ru-RU"/>
        </w:rPr>
        <w:t>ПО</w:t>
      </w:r>
      <w:proofErr w:type="gramEnd"/>
      <w:r w:rsidRPr="007B19A0">
        <w:rPr>
          <w:rFonts w:ascii="Times New Roman" w:hAnsi="Times New Roman" w:cs="Times New Roman"/>
          <w:sz w:val="32"/>
          <w:lang w:val="ru-RU"/>
        </w:rPr>
        <w:br/>
      </w:r>
      <w:proofErr w:type="gramStart"/>
      <w:r w:rsidRPr="007B19A0">
        <w:rPr>
          <w:rFonts w:ascii="Times New Roman" w:hAnsi="Times New Roman" w:cs="Times New Roman"/>
          <w:sz w:val="32"/>
          <w:lang w:val="ru-RU"/>
        </w:rPr>
        <w:t>до</w:t>
      </w:r>
      <w:proofErr w:type="gramEnd"/>
      <w:r w:rsidRPr="007B19A0">
        <w:rPr>
          <w:rFonts w:ascii="Times New Roman" w:hAnsi="Times New Roman" w:cs="Times New Roman"/>
          <w:sz w:val="32"/>
          <w:lang w:val="ru-RU"/>
        </w:rPr>
        <w:t xml:space="preserve"> внедрения </w:t>
      </w:r>
      <w:r w:rsidRPr="007B19A0">
        <w:rPr>
          <w:rFonts w:ascii="Times New Roman" w:hAnsi="Times New Roman" w:cs="Times New Roman"/>
          <w:sz w:val="32"/>
        </w:rPr>
        <w:t>Android</w:t>
      </w:r>
      <w:r w:rsidRPr="007B19A0">
        <w:rPr>
          <w:rFonts w:ascii="Times New Roman" w:hAnsi="Times New Roman" w:cs="Times New Roman"/>
          <w:sz w:val="32"/>
          <w:lang w:val="ru-RU"/>
        </w:rPr>
        <w:t>-приложения кабинета клиента банка</w:t>
      </w:r>
      <w:bookmarkEnd w:id="1"/>
    </w:p>
    <w:p w:rsidR="001C7C92" w:rsidRPr="007B19A0" w:rsidRDefault="00847FA5">
      <w:pPr>
        <w:spacing w:before="240" w:after="240"/>
        <w:ind w:right="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7B19A0">
        <w:rPr>
          <w:rFonts w:ascii="Times New Roman" w:eastAsia="Times New Roman" w:hAnsi="Times New Roman" w:cs="Times New Roman"/>
          <w:sz w:val="32"/>
          <w:szCs w:val="32"/>
        </w:rPr>
        <w:tab/>
      </w:r>
    </w:p>
    <w:p w:rsidR="001C7C92" w:rsidRPr="007B19A0" w:rsidRDefault="00847FA5">
      <w:pPr>
        <w:spacing w:before="240" w:after="240"/>
        <w:ind w:right="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7B19A0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1C7C92" w:rsidRPr="007B19A0" w:rsidRDefault="007B19A0" w:rsidP="007B19A0">
      <w:pPr>
        <w:spacing w:before="240" w:after="240"/>
        <w:ind w:right="20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7B19A0">
        <w:rPr>
          <w:rFonts w:ascii="Times New Roman" w:eastAsia="Times New Roman" w:hAnsi="Times New Roman" w:cs="Times New Roman"/>
          <w:sz w:val="32"/>
          <w:szCs w:val="32"/>
        </w:rPr>
        <w:t xml:space="preserve">             </w:t>
      </w:r>
      <w:r w:rsidR="00847FA5" w:rsidRPr="007B19A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:rsidR="007B19A0" w:rsidRPr="007B19A0" w:rsidRDefault="007B19A0">
      <w:pPr>
        <w:ind w:right="56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</w:p>
    <w:p w:rsidR="001C7C92" w:rsidRPr="007B19A0" w:rsidRDefault="00847FA5">
      <w:pPr>
        <w:ind w:right="56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7B19A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:rsidR="001C7C92" w:rsidRPr="007B19A0" w:rsidRDefault="00847FA5">
      <w:pPr>
        <w:ind w:right="56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7B19A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:rsidR="001C7C92" w:rsidRPr="007B19A0" w:rsidRDefault="00847FA5">
      <w:pPr>
        <w:ind w:right="560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7B19A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:rsidR="001C7C92" w:rsidRPr="007B19A0" w:rsidRDefault="00847FA5">
      <w:pPr>
        <w:ind w:right="560"/>
        <w:rPr>
          <w:rFonts w:ascii="Times New Roman" w:eastAsia="Times New Roman" w:hAnsi="Times New Roman" w:cs="Times New Roman"/>
          <w:sz w:val="28"/>
          <w:szCs w:val="28"/>
        </w:rPr>
      </w:pPr>
      <w:r w:rsidRPr="007B19A0">
        <w:rPr>
          <w:rFonts w:ascii="Times New Roman" w:eastAsia="Times New Roman" w:hAnsi="Times New Roman" w:cs="Times New Roman"/>
          <w:sz w:val="28"/>
          <w:szCs w:val="28"/>
        </w:rPr>
        <w:t>Выполнили работу: Ворончихина К.Д., Коркодинов Р.А., Ужегов Е.В.</w:t>
      </w:r>
    </w:p>
    <w:p w:rsidR="001C7C92" w:rsidRPr="007B19A0" w:rsidRDefault="00847FA5">
      <w:pPr>
        <w:ind w:right="560"/>
        <w:rPr>
          <w:rFonts w:ascii="Times New Roman" w:eastAsia="Times New Roman" w:hAnsi="Times New Roman" w:cs="Times New Roman"/>
          <w:sz w:val="28"/>
          <w:szCs w:val="28"/>
        </w:rPr>
      </w:pPr>
      <w:r w:rsidRPr="007B19A0">
        <w:rPr>
          <w:rFonts w:ascii="Times New Roman" w:eastAsia="Times New Roman" w:hAnsi="Times New Roman" w:cs="Times New Roman"/>
          <w:sz w:val="28"/>
          <w:szCs w:val="28"/>
        </w:rPr>
        <w:t>Преподаватель: Огурецкая А. И.</w:t>
      </w:r>
    </w:p>
    <w:p w:rsidR="001C7C92" w:rsidRPr="007B19A0" w:rsidRDefault="00847FA5">
      <w:pPr>
        <w:ind w:right="56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7B19A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:rsidR="001C7C92" w:rsidRPr="007B19A0" w:rsidRDefault="001C7C92">
      <w:pPr>
        <w:ind w:right="56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C7C92" w:rsidRPr="007B19A0" w:rsidRDefault="00847FA5">
      <w:pPr>
        <w:ind w:right="560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7B19A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:rsidR="001C7C92" w:rsidRPr="007B19A0" w:rsidRDefault="00847FA5">
      <w:pPr>
        <w:ind w:right="5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B19A0">
        <w:rPr>
          <w:rFonts w:ascii="Times New Roman" w:eastAsia="Times New Roman" w:hAnsi="Times New Roman" w:cs="Times New Roman"/>
          <w:sz w:val="24"/>
          <w:szCs w:val="24"/>
        </w:rPr>
        <w:t>г. Пермь, 2025 г.</w:t>
      </w:r>
    </w:p>
    <w:p w:rsidR="001C7C92" w:rsidRPr="007B19A0" w:rsidRDefault="001C7C9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404A6" w:rsidRDefault="005404A6" w:rsidP="005404A6">
      <w:pPr>
        <w:rPr>
          <w:rFonts w:ascii="Times New Roman" w:hAnsi="Times New Roman" w:cs="Times New Roman"/>
          <w:sz w:val="32"/>
          <w:szCs w:val="32"/>
          <w:lang w:val="ru-RU"/>
        </w:rPr>
      </w:pPr>
      <w:bookmarkStart w:id="2" w:name="_ch84w529ekp2" w:colFirst="0" w:colLast="0"/>
      <w:bookmarkStart w:id="3" w:name="_qvpd2vn67eog" w:colFirst="0" w:colLast="0"/>
      <w:bookmarkStart w:id="4" w:name="_plc4x2rclwtv" w:colFirst="0" w:colLast="0"/>
      <w:bookmarkEnd w:id="2"/>
      <w:bookmarkEnd w:id="3"/>
      <w:bookmarkEnd w:id="4"/>
      <w:r>
        <w:rPr>
          <w:rFonts w:ascii="Times New Roman" w:hAnsi="Times New Roman" w:cs="Times New Roman"/>
          <w:sz w:val="32"/>
          <w:szCs w:val="32"/>
          <w:lang w:val="ru-RU"/>
        </w:rPr>
        <w:lastRenderedPageBreak/>
        <w:t>Содержание</w:t>
      </w:r>
    </w:p>
    <w:p w:rsidR="005404A6" w:rsidRPr="005404A6" w:rsidRDefault="005404A6" w:rsidP="005404A6">
      <w:pPr>
        <w:rPr>
          <w:rFonts w:ascii="Times New Roman" w:hAnsi="Times New Roman" w:cs="Times New Roman"/>
          <w:sz w:val="28"/>
          <w:szCs w:val="32"/>
          <w:lang w:val="ru-RU"/>
        </w:rPr>
      </w:pPr>
      <w:r w:rsidRPr="005404A6">
        <w:rPr>
          <w:rFonts w:ascii="Times New Roman" w:hAnsi="Times New Roman" w:cs="Times New Roman"/>
          <w:sz w:val="28"/>
          <w:szCs w:val="32"/>
          <w:lang w:val="ru-RU"/>
        </w:rPr>
        <w:t>1.</w:t>
      </w:r>
      <w:r w:rsidRPr="005404A6">
        <w:rPr>
          <w:rFonts w:ascii="Times New Roman" w:hAnsi="Times New Roman" w:cs="Times New Roman"/>
          <w:sz w:val="28"/>
          <w:szCs w:val="32"/>
        </w:rPr>
        <w:t xml:space="preserve"> </w:t>
      </w:r>
      <w:r w:rsidRPr="005404A6">
        <w:rPr>
          <w:rFonts w:ascii="Times New Roman" w:hAnsi="Times New Roman" w:cs="Times New Roman"/>
          <w:sz w:val="28"/>
          <w:szCs w:val="32"/>
        </w:rPr>
        <w:fldChar w:fldCharType="begin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REF _Ref212508178 \h </w:instrText>
      </w:r>
      <w:r w:rsidRPr="005404A6">
        <w:rPr>
          <w:rFonts w:ascii="Times New Roman" w:hAnsi="Times New Roman" w:cs="Times New Roman"/>
          <w:sz w:val="28"/>
          <w:szCs w:val="32"/>
        </w:rPr>
      </w:r>
      <w:r w:rsidRPr="005404A6">
        <w:rPr>
          <w:rFonts w:ascii="Times New Roman" w:hAnsi="Times New Roman" w:cs="Times New Roman"/>
          <w:sz w:val="28"/>
          <w:szCs w:val="32"/>
        </w:rPr>
        <w:instrText xml:space="preserve"> \* MERGEFORMAT </w:instrText>
      </w:r>
      <w:r w:rsidRPr="005404A6">
        <w:rPr>
          <w:rFonts w:ascii="Times New Roman" w:hAnsi="Times New Roman" w:cs="Times New Roman"/>
          <w:sz w:val="28"/>
          <w:szCs w:val="32"/>
        </w:rPr>
        <w:fldChar w:fldCharType="separate"/>
      </w:r>
      <w:r w:rsidRPr="005404A6">
        <w:rPr>
          <w:rFonts w:ascii="Times New Roman" w:hAnsi="Times New Roman" w:cs="Times New Roman"/>
          <w:sz w:val="28"/>
          <w:szCs w:val="32"/>
        </w:rPr>
        <w:t>Критер</w:t>
      </w:r>
      <w:r w:rsidRPr="005404A6">
        <w:rPr>
          <w:rFonts w:ascii="Times New Roman" w:hAnsi="Times New Roman" w:cs="Times New Roman"/>
          <w:sz w:val="28"/>
          <w:szCs w:val="32"/>
        </w:rPr>
        <w:t>и</w:t>
      </w:r>
      <w:r w:rsidRPr="005404A6">
        <w:rPr>
          <w:rFonts w:ascii="Times New Roman" w:hAnsi="Times New Roman" w:cs="Times New Roman"/>
          <w:sz w:val="28"/>
          <w:szCs w:val="32"/>
        </w:rPr>
        <w:t>и и доказательства</w:t>
      </w:r>
      <w:r w:rsidRPr="005404A6">
        <w:rPr>
          <w:rFonts w:ascii="Times New Roman" w:hAnsi="Times New Roman" w:cs="Times New Roman"/>
          <w:sz w:val="28"/>
          <w:szCs w:val="32"/>
        </w:rPr>
        <w:fldChar w:fldCharType="end"/>
      </w:r>
      <w:r>
        <w:rPr>
          <w:rFonts w:ascii="Times New Roman" w:hAnsi="Times New Roman" w:cs="Times New Roman"/>
          <w:sz w:val="28"/>
          <w:szCs w:val="32"/>
          <w:lang w:val="ru-RU"/>
        </w:rPr>
        <w:t>………………………………</w:t>
      </w:r>
      <w:r w:rsidR="00796A64">
        <w:rPr>
          <w:rFonts w:ascii="Times New Roman" w:hAnsi="Times New Roman" w:cs="Times New Roman"/>
          <w:sz w:val="28"/>
          <w:szCs w:val="32"/>
          <w:lang w:val="ru-RU"/>
        </w:rPr>
        <w:t>…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tab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begin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PAGEREF _Ref212508178 \h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separate"/>
      </w:r>
      <w:r w:rsidRPr="005404A6">
        <w:rPr>
          <w:rFonts w:ascii="Times New Roman" w:hAnsi="Times New Roman" w:cs="Times New Roman"/>
          <w:noProof/>
          <w:sz w:val="28"/>
          <w:szCs w:val="32"/>
          <w:lang w:val="ru-RU"/>
        </w:rPr>
        <w:t>2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end"/>
      </w:r>
    </w:p>
    <w:p w:rsidR="005404A6" w:rsidRPr="005404A6" w:rsidRDefault="005404A6" w:rsidP="007B19A0">
      <w:pPr>
        <w:rPr>
          <w:rFonts w:ascii="Times New Roman" w:hAnsi="Times New Roman" w:cs="Times New Roman"/>
          <w:sz w:val="28"/>
          <w:szCs w:val="32"/>
          <w:lang w:val="ru-RU"/>
        </w:rPr>
      </w:pP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begin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REF _Ref212508180 \h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\* MERGEFORMAT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separate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t>2. Итоговый уровень зрелости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end"/>
      </w:r>
      <w:r w:rsidR="00796A64">
        <w:rPr>
          <w:rFonts w:ascii="Times New Roman" w:hAnsi="Times New Roman" w:cs="Times New Roman"/>
          <w:sz w:val="28"/>
          <w:szCs w:val="32"/>
          <w:lang w:val="ru-RU"/>
        </w:rPr>
        <w:t>…………………………............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begin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PAGEREF _Ref212508180 \h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separate"/>
      </w:r>
      <w:r w:rsidRPr="005404A6">
        <w:rPr>
          <w:rFonts w:ascii="Times New Roman" w:hAnsi="Times New Roman" w:cs="Times New Roman"/>
          <w:noProof/>
          <w:sz w:val="28"/>
          <w:szCs w:val="32"/>
          <w:lang w:val="ru-RU"/>
        </w:rPr>
        <w:t>4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end"/>
      </w:r>
    </w:p>
    <w:p w:rsidR="005404A6" w:rsidRPr="005404A6" w:rsidRDefault="005404A6" w:rsidP="007B19A0">
      <w:pPr>
        <w:rPr>
          <w:rFonts w:ascii="Times New Roman" w:hAnsi="Times New Roman" w:cs="Times New Roman"/>
          <w:sz w:val="28"/>
          <w:szCs w:val="32"/>
          <w:lang w:val="ru-RU"/>
        </w:rPr>
      </w:pP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begin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REF _Ref212508352 \h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\* MERGEFORMAT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separate"/>
      </w:r>
      <w:r w:rsidRPr="005404A6">
        <w:rPr>
          <w:rFonts w:ascii="Times New Roman" w:hAnsi="Times New Roman" w:cs="Times New Roman"/>
          <w:sz w:val="28"/>
          <w:szCs w:val="32"/>
        </w:rPr>
        <w:t>3. Рекомендации по улучшению процесса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end"/>
      </w:r>
      <w:r w:rsidR="00796A64">
        <w:rPr>
          <w:rFonts w:ascii="Times New Roman" w:hAnsi="Times New Roman" w:cs="Times New Roman"/>
          <w:sz w:val="28"/>
          <w:szCs w:val="32"/>
          <w:lang w:val="ru-RU"/>
        </w:rPr>
        <w:t>…………………....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begin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PAGEREF _Ref212508352 \h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separate"/>
      </w:r>
      <w:r w:rsidRPr="005404A6">
        <w:rPr>
          <w:rFonts w:ascii="Times New Roman" w:hAnsi="Times New Roman" w:cs="Times New Roman"/>
          <w:noProof/>
          <w:sz w:val="28"/>
          <w:szCs w:val="32"/>
          <w:lang w:val="ru-RU"/>
        </w:rPr>
        <w:t>5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end"/>
      </w:r>
    </w:p>
    <w:p w:rsidR="005404A6" w:rsidRPr="005404A6" w:rsidRDefault="005404A6" w:rsidP="007B19A0">
      <w:pPr>
        <w:rPr>
          <w:rFonts w:ascii="Times New Roman" w:hAnsi="Times New Roman" w:cs="Times New Roman"/>
          <w:sz w:val="28"/>
          <w:szCs w:val="32"/>
          <w:lang w:val="ru-RU"/>
        </w:rPr>
      </w:pP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begin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REF _Ref212508369 \h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\* MERGEFORMAT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separate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t>4. Что улучшит система в процессе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end"/>
      </w:r>
      <w:r w:rsidR="00796A64">
        <w:rPr>
          <w:rFonts w:ascii="Times New Roman" w:hAnsi="Times New Roman" w:cs="Times New Roman"/>
          <w:sz w:val="28"/>
          <w:szCs w:val="32"/>
          <w:lang w:val="ru-RU"/>
        </w:rPr>
        <w:t>…………………………...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begin"/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instrText xml:space="preserve"> PAGEREF _Ref212508369 \h </w:instrText>
      </w:r>
      <w:r w:rsidRPr="005404A6">
        <w:rPr>
          <w:rFonts w:ascii="Times New Roman" w:hAnsi="Times New Roman" w:cs="Times New Roman"/>
          <w:sz w:val="28"/>
          <w:szCs w:val="32"/>
          <w:lang w:val="ru-RU"/>
        </w:rPr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separate"/>
      </w:r>
      <w:r w:rsidRPr="005404A6">
        <w:rPr>
          <w:rFonts w:ascii="Times New Roman" w:hAnsi="Times New Roman" w:cs="Times New Roman"/>
          <w:noProof/>
          <w:sz w:val="28"/>
          <w:szCs w:val="32"/>
          <w:lang w:val="ru-RU"/>
        </w:rPr>
        <w:t>6</w:t>
      </w:r>
      <w:r w:rsidRPr="005404A6">
        <w:rPr>
          <w:rFonts w:ascii="Times New Roman" w:hAnsi="Times New Roman" w:cs="Times New Roman"/>
          <w:sz w:val="28"/>
          <w:szCs w:val="32"/>
          <w:lang w:val="ru-RU"/>
        </w:rPr>
        <w:fldChar w:fldCharType="end"/>
      </w:r>
    </w:p>
    <w:p w:rsidR="005404A6" w:rsidRPr="005404A6" w:rsidRDefault="005404A6" w:rsidP="007B19A0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Default="005404A6" w:rsidP="007B19A0">
      <w:pPr>
        <w:rPr>
          <w:rFonts w:ascii="Times New Roman" w:hAnsi="Times New Roman" w:cs="Times New Roman"/>
          <w:lang w:val="ru-RU"/>
        </w:rPr>
      </w:pPr>
    </w:p>
    <w:p w:rsidR="005404A6" w:rsidRPr="005404A6" w:rsidRDefault="005404A6" w:rsidP="007B19A0">
      <w:pPr>
        <w:rPr>
          <w:rFonts w:ascii="Times New Roman" w:hAnsi="Times New Roman" w:cs="Times New Roman"/>
          <w:lang w:val="ru-RU"/>
        </w:rPr>
      </w:pPr>
    </w:p>
    <w:p w:rsidR="005404A6" w:rsidRPr="005404A6" w:rsidRDefault="005404A6" w:rsidP="007B19A0">
      <w:pPr>
        <w:rPr>
          <w:rFonts w:ascii="Times New Roman" w:hAnsi="Times New Roman" w:cs="Times New Roman"/>
        </w:rPr>
      </w:pPr>
    </w:p>
    <w:p w:rsidR="005404A6" w:rsidRPr="005404A6" w:rsidRDefault="005404A6" w:rsidP="007B19A0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5404A6" w:rsidRPr="005404A6" w:rsidRDefault="007B19A0" w:rsidP="005404A6">
      <w:pPr>
        <w:pStyle w:val="1"/>
        <w:numPr>
          <w:ilvl w:val="3"/>
          <w:numId w:val="3"/>
        </w:numPr>
        <w:rPr>
          <w:rFonts w:ascii="Times New Roman" w:hAnsi="Times New Roman" w:cs="Times New Roman"/>
          <w:sz w:val="32"/>
          <w:lang w:val="ru-RU"/>
        </w:rPr>
      </w:pPr>
      <w:bookmarkStart w:id="5" w:name="_mgv4kzhfegnb" w:colFirst="0" w:colLast="0"/>
      <w:bookmarkStart w:id="6" w:name="_2ev4s5lp8s95" w:colFirst="0" w:colLast="0"/>
      <w:bookmarkStart w:id="7" w:name="_Ref212508178"/>
      <w:bookmarkEnd w:id="5"/>
      <w:bookmarkEnd w:id="6"/>
      <w:r w:rsidRPr="007B19A0">
        <w:rPr>
          <w:rFonts w:ascii="Times New Roman" w:hAnsi="Times New Roman" w:cs="Times New Roman"/>
          <w:sz w:val="32"/>
        </w:rPr>
        <w:lastRenderedPageBreak/>
        <w:t>Критерии и доказательства</w:t>
      </w:r>
      <w:bookmarkEnd w:id="7"/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Оценка основана на анализе проектного решения и типичных характеристик банковских организаций. Для каждого уровня зрелости модели </w:t>
      </w:r>
      <w:r w:rsidRPr="007B19A0">
        <w:rPr>
          <w:rFonts w:ascii="Times New Roman" w:hAnsi="Times New Roman" w:cs="Times New Roman"/>
          <w:sz w:val="28"/>
          <w:szCs w:val="28"/>
        </w:rPr>
        <w:t>CMMI</w:t>
      </w:r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 определены признаки и субъективные доказательства.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7B19A0" w:rsidRPr="007B19A0" w:rsidRDefault="007B19A0" w:rsidP="007B19A0">
      <w:pPr>
        <w:pStyle w:val="a"/>
        <w:rPr>
          <w:rFonts w:ascii="Times New Roman" w:hAnsi="Times New Roman" w:cs="Times New Roman"/>
          <w:sz w:val="28"/>
          <w:szCs w:val="28"/>
        </w:rPr>
      </w:pPr>
      <w:proofErr w:type="spellStart"/>
      <w:r w:rsidRPr="007B19A0">
        <w:rPr>
          <w:rFonts w:ascii="Times New Roman" w:hAnsi="Times New Roman" w:cs="Times New Roman"/>
          <w:sz w:val="28"/>
          <w:szCs w:val="28"/>
        </w:rPr>
        <w:t>Уровень</w:t>
      </w:r>
      <w:proofErr w:type="spellEnd"/>
      <w:r w:rsidRPr="007B19A0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7B19A0">
        <w:rPr>
          <w:rFonts w:ascii="Times New Roman" w:hAnsi="Times New Roman" w:cs="Times New Roman"/>
          <w:sz w:val="28"/>
          <w:szCs w:val="28"/>
        </w:rPr>
        <w:t>Начальный</w:t>
      </w:r>
      <w:proofErr w:type="spellEnd"/>
      <w:r w:rsidRPr="007B19A0">
        <w:rPr>
          <w:rFonts w:ascii="Times New Roman" w:hAnsi="Times New Roman" w:cs="Times New Roman"/>
          <w:sz w:val="28"/>
          <w:szCs w:val="28"/>
        </w:rPr>
        <w:t xml:space="preserve"> (Initial)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Признаки: отсутствие процессов, стандартов, несистемный подход, неопределённая ответственность. В банковской практике до внедрения мобильного приложения процессы разработки </w:t>
      </w:r>
      <w:proofErr w:type="spellStart"/>
      <w:r w:rsidRPr="007B19A0">
        <w:rPr>
          <w:rFonts w:ascii="Times New Roman" w:hAnsi="Times New Roman" w:cs="Times New Roman"/>
          <w:sz w:val="28"/>
          <w:szCs w:val="28"/>
          <w:lang w:val="ru-RU"/>
        </w:rPr>
        <w:t>реактивны</w:t>
      </w:r>
      <w:proofErr w:type="spellEnd"/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, инициируются при необходимости и не стандартизированы. </w:t>
      </w:r>
      <w:r w:rsidRPr="007B19A0">
        <w:rPr>
          <w:rFonts w:ascii="Times New Roman" w:hAnsi="Times New Roman" w:cs="Times New Roman"/>
          <w:sz w:val="28"/>
          <w:szCs w:val="28"/>
        </w:rPr>
        <w:t>Ответственность размыта между отделами. Присутствуют 3 из 5 признаков.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7B19A0" w:rsidRPr="007B19A0" w:rsidRDefault="007B19A0" w:rsidP="007B19A0">
      <w:pPr>
        <w:pStyle w:val="a"/>
        <w:rPr>
          <w:rFonts w:ascii="Times New Roman" w:hAnsi="Times New Roman" w:cs="Times New Roman"/>
          <w:sz w:val="28"/>
          <w:szCs w:val="28"/>
        </w:rPr>
      </w:pPr>
      <w:proofErr w:type="spellStart"/>
      <w:r w:rsidRPr="007B19A0">
        <w:rPr>
          <w:rFonts w:ascii="Times New Roman" w:hAnsi="Times New Roman" w:cs="Times New Roman"/>
          <w:sz w:val="28"/>
          <w:szCs w:val="28"/>
        </w:rPr>
        <w:t>Уровень</w:t>
      </w:r>
      <w:proofErr w:type="spellEnd"/>
      <w:r w:rsidRPr="007B19A0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7B19A0">
        <w:rPr>
          <w:rFonts w:ascii="Times New Roman" w:hAnsi="Times New Roman" w:cs="Times New Roman"/>
          <w:sz w:val="28"/>
          <w:szCs w:val="28"/>
        </w:rPr>
        <w:t>Управляемый</w:t>
      </w:r>
      <w:proofErr w:type="spellEnd"/>
      <w:r w:rsidRPr="007B19A0">
        <w:rPr>
          <w:rFonts w:ascii="Times New Roman" w:hAnsi="Times New Roman" w:cs="Times New Roman"/>
          <w:sz w:val="28"/>
          <w:szCs w:val="28"/>
        </w:rPr>
        <w:t xml:space="preserve"> (Managed)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Признаки: наличие документированных процессов, планирования, управления рисками и бюджетом. Проектное решение включает ТЗ, концепцию ролей и регламенты безопасности, что подтверждает наличие базового управления проектами. </w:t>
      </w:r>
      <w:r w:rsidRPr="007B19A0">
        <w:rPr>
          <w:rFonts w:ascii="Times New Roman" w:hAnsi="Times New Roman" w:cs="Times New Roman"/>
          <w:sz w:val="28"/>
          <w:szCs w:val="28"/>
        </w:rPr>
        <w:t>Присутствуют 5 из 7 признаков.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7B19A0" w:rsidRPr="007B19A0" w:rsidRDefault="007B19A0" w:rsidP="007B19A0">
      <w:pPr>
        <w:pStyle w:val="a"/>
        <w:rPr>
          <w:rFonts w:ascii="Times New Roman" w:hAnsi="Times New Roman" w:cs="Times New Roman"/>
          <w:sz w:val="28"/>
          <w:szCs w:val="28"/>
        </w:rPr>
      </w:pPr>
      <w:proofErr w:type="spellStart"/>
      <w:r w:rsidRPr="007B19A0">
        <w:rPr>
          <w:rFonts w:ascii="Times New Roman" w:hAnsi="Times New Roman" w:cs="Times New Roman"/>
          <w:sz w:val="28"/>
          <w:szCs w:val="28"/>
        </w:rPr>
        <w:t>Уровень</w:t>
      </w:r>
      <w:proofErr w:type="spellEnd"/>
      <w:r w:rsidRPr="007B19A0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7B19A0">
        <w:rPr>
          <w:rFonts w:ascii="Times New Roman" w:hAnsi="Times New Roman" w:cs="Times New Roman"/>
          <w:sz w:val="28"/>
          <w:szCs w:val="28"/>
        </w:rPr>
        <w:t>Определённый</w:t>
      </w:r>
      <w:proofErr w:type="spellEnd"/>
      <w:r w:rsidRPr="007B19A0">
        <w:rPr>
          <w:rFonts w:ascii="Times New Roman" w:hAnsi="Times New Roman" w:cs="Times New Roman"/>
          <w:sz w:val="28"/>
          <w:szCs w:val="28"/>
        </w:rPr>
        <w:t xml:space="preserve"> (Defined)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Признаки: стандартизация процессов, метрики, обучение и анализ. Проектное решение демонстрирует элементы стандартизации — алгоритмы работы, описание ролей и </w:t>
      </w:r>
      <w:proofErr w:type="spellStart"/>
      <w:r w:rsidRPr="007B19A0">
        <w:rPr>
          <w:rFonts w:ascii="Times New Roman" w:hAnsi="Times New Roman" w:cs="Times New Roman"/>
          <w:sz w:val="28"/>
          <w:szCs w:val="28"/>
          <w:lang w:val="ru-RU"/>
        </w:rPr>
        <w:t>логирование</w:t>
      </w:r>
      <w:proofErr w:type="spellEnd"/>
      <w:r w:rsidRPr="007B19A0">
        <w:rPr>
          <w:rFonts w:ascii="Times New Roman" w:hAnsi="Times New Roman" w:cs="Times New Roman"/>
          <w:sz w:val="28"/>
          <w:szCs w:val="28"/>
          <w:lang w:val="ru-RU"/>
        </w:rPr>
        <w:t>. Однако регулярные оценки и планы улучшения отсутствуют. Присутствуют 4 из 8 признаков.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7B19A0" w:rsidRPr="007B19A0" w:rsidRDefault="007B19A0" w:rsidP="007B19A0">
      <w:pPr>
        <w:pStyle w:val="a"/>
        <w:rPr>
          <w:rFonts w:ascii="Times New Roman" w:hAnsi="Times New Roman" w:cs="Times New Roman"/>
          <w:sz w:val="28"/>
          <w:szCs w:val="28"/>
        </w:rPr>
      </w:pPr>
      <w:proofErr w:type="spellStart"/>
      <w:r w:rsidRPr="007B19A0">
        <w:rPr>
          <w:rFonts w:ascii="Times New Roman" w:hAnsi="Times New Roman" w:cs="Times New Roman"/>
          <w:sz w:val="28"/>
          <w:szCs w:val="28"/>
        </w:rPr>
        <w:t>Уровень</w:t>
      </w:r>
      <w:proofErr w:type="spellEnd"/>
      <w:r w:rsidRPr="007B19A0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Pr="007B19A0">
        <w:rPr>
          <w:rFonts w:ascii="Times New Roman" w:hAnsi="Times New Roman" w:cs="Times New Roman"/>
          <w:sz w:val="28"/>
          <w:szCs w:val="28"/>
        </w:rPr>
        <w:t>Предсказуемый</w:t>
      </w:r>
      <w:proofErr w:type="spellEnd"/>
    </w:p>
    <w:p w:rsidR="007B19A0" w:rsidRPr="007B19A0" w:rsidRDefault="007B19A0" w:rsidP="007B19A0">
      <w:pPr>
        <w:pStyle w:val="a"/>
        <w:rPr>
          <w:rFonts w:ascii="Times New Roman" w:hAnsi="Times New Roman" w:cs="Times New Roman"/>
          <w:sz w:val="28"/>
          <w:szCs w:val="28"/>
        </w:rPr>
      </w:pPr>
      <w:proofErr w:type="spellStart"/>
      <w:r w:rsidRPr="007B19A0">
        <w:rPr>
          <w:rFonts w:ascii="Times New Roman" w:hAnsi="Times New Roman" w:cs="Times New Roman"/>
          <w:sz w:val="28"/>
          <w:szCs w:val="28"/>
        </w:rPr>
        <w:t>Уровень</w:t>
      </w:r>
      <w:proofErr w:type="spellEnd"/>
      <w:r w:rsidRPr="007B19A0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7B19A0">
        <w:rPr>
          <w:rFonts w:ascii="Times New Roman" w:hAnsi="Times New Roman" w:cs="Times New Roman"/>
          <w:sz w:val="28"/>
          <w:szCs w:val="28"/>
        </w:rPr>
        <w:t>Оптимизируемый</w:t>
      </w:r>
      <w:proofErr w:type="spellEnd"/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hAnsi="Times New Roman" w:cs="Times New Roman"/>
          <w:sz w:val="28"/>
          <w:szCs w:val="28"/>
          <w:lang w:val="ru-RU"/>
        </w:rPr>
        <w:t>Признаки этих уровней (количественное управление, постоянное улучшение) в проектном решении не выявлены. Банк до внедрения системы не применяет статистических методов и не управляет инновациями системно.</w:t>
      </w:r>
    </w:p>
    <w:p w:rsidR="007B19A0" w:rsidRDefault="007B19A0" w:rsidP="007B19A0">
      <w:pPr>
        <w:pStyle w:val="1"/>
        <w:rPr>
          <w:rFonts w:ascii="Times New Roman" w:hAnsi="Times New Roman" w:cs="Times New Roman"/>
          <w:sz w:val="32"/>
          <w:lang w:val="ru-RU"/>
        </w:rPr>
      </w:pPr>
      <w:bookmarkStart w:id="8" w:name="_Ref212508180"/>
      <w:r w:rsidRPr="007B19A0">
        <w:rPr>
          <w:rFonts w:ascii="Times New Roman" w:hAnsi="Times New Roman" w:cs="Times New Roman"/>
          <w:sz w:val="32"/>
          <w:lang w:val="ru-RU"/>
        </w:rPr>
        <w:lastRenderedPageBreak/>
        <w:t>2. Итоговый уровень зрелости</w:t>
      </w:r>
      <w:bookmarkEnd w:id="8"/>
    </w:p>
    <w:p w:rsidR="007B19A0" w:rsidRPr="007B19A0" w:rsidRDefault="007B19A0" w:rsidP="007B19A0">
      <w:pPr>
        <w:rPr>
          <w:lang w:val="ru-RU"/>
        </w:rPr>
      </w:pP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hAnsi="Times New Roman" w:cs="Times New Roman"/>
          <w:sz w:val="28"/>
          <w:szCs w:val="28"/>
          <w:lang w:val="ru-RU"/>
        </w:rPr>
        <w:t>Процесс демонстрирует признаки уровней 1–3, при этом наибольшее количество критериев соотве</w:t>
      </w:r>
      <w:r w:rsidRPr="007B19A0">
        <w:rPr>
          <w:rFonts w:ascii="Times New Roman" w:hAnsi="Times New Roman" w:cs="Times New Roman"/>
          <w:sz w:val="28"/>
          <w:szCs w:val="28"/>
          <w:lang w:val="ru-RU"/>
        </w:rPr>
        <w:t>тствует уровню 2 (управляемый):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</w:rPr>
      </w:pPr>
      <w:r w:rsidRPr="007B19A0">
        <w:rPr>
          <w:rFonts w:ascii="Times New Roman" w:hAnsi="Times New Roman" w:cs="Times New Roman"/>
          <w:sz w:val="28"/>
          <w:szCs w:val="28"/>
        </w:rPr>
        <w:t>Уровень 1: 3 признака (</w:t>
      </w:r>
      <w:proofErr w:type="spellStart"/>
      <w:r w:rsidRPr="007B19A0">
        <w:rPr>
          <w:rFonts w:ascii="Times New Roman" w:hAnsi="Times New Roman" w:cs="Times New Roman"/>
          <w:sz w:val="28"/>
          <w:szCs w:val="28"/>
        </w:rPr>
        <w:t>Несистемность</w:t>
      </w:r>
      <w:proofErr w:type="spellEnd"/>
      <w:r w:rsidRPr="007B19A0">
        <w:rPr>
          <w:rFonts w:ascii="Times New Roman" w:hAnsi="Times New Roman" w:cs="Times New Roman"/>
          <w:sz w:val="28"/>
          <w:szCs w:val="28"/>
        </w:rPr>
        <w:t xml:space="preserve"> в ИБ и отсутствие мобильного канала).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</w:rPr>
      </w:pPr>
      <w:r w:rsidRPr="007B19A0">
        <w:rPr>
          <w:rStyle w:val="ab"/>
          <w:rFonts w:ascii="Times New Roman" w:hAnsi="Times New Roman" w:cs="Times New Roman"/>
          <w:b w:val="0"/>
          <w:sz w:val="28"/>
          <w:szCs w:val="28"/>
        </w:rPr>
        <w:t>Уровень 2: 5 признаков (Базовое управление проектом и документацией).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</w:rPr>
      </w:pPr>
      <w:r w:rsidRPr="007B19A0">
        <w:rPr>
          <w:rFonts w:ascii="Times New Roman" w:hAnsi="Times New Roman" w:cs="Times New Roman"/>
          <w:sz w:val="28"/>
          <w:szCs w:val="28"/>
        </w:rPr>
        <w:t>Уровень 3: 2 признака (Стандарты интеграции и ролей).</w:t>
      </w:r>
    </w:p>
    <w:p w:rsidR="007B19A0" w:rsidRPr="007B19A0" w:rsidRDefault="007B19A0" w:rsidP="007B19A0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Следовательно, итоговый уровень зрелости процесса разработки </w:t>
      </w:r>
      <w:proofErr w:type="gramStart"/>
      <w:r w:rsidRPr="007B19A0">
        <w:rPr>
          <w:rFonts w:ascii="Times New Roman" w:hAnsi="Times New Roman" w:cs="Times New Roman"/>
          <w:sz w:val="28"/>
          <w:szCs w:val="28"/>
          <w:lang w:val="ru-RU"/>
        </w:rPr>
        <w:t>ПО</w:t>
      </w:r>
      <w:proofErr w:type="gramEnd"/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7B19A0">
        <w:rPr>
          <w:rFonts w:ascii="Times New Roman" w:hAnsi="Times New Roman" w:cs="Times New Roman"/>
          <w:sz w:val="28"/>
          <w:szCs w:val="28"/>
          <w:lang w:val="ru-RU"/>
        </w:rPr>
        <w:t>до</w:t>
      </w:r>
      <w:proofErr w:type="gramEnd"/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 внедрения — Уровень 2 (</w:t>
      </w:r>
      <w:proofErr w:type="spellStart"/>
      <w:r w:rsidRPr="007B19A0">
        <w:rPr>
          <w:rFonts w:ascii="Times New Roman" w:hAnsi="Times New Roman" w:cs="Times New Roman"/>
          <w:sz w:val="28"/>
          <w:szCs w:val="28"/>
        </w:rPr>
        <w:t>Managed</w:t>
      </w:r>
      <w:proofErr w:type="spellEnd"/>
      <w:r w:rsidRPr="007B19A0">
        <w:rPr>
          <w:rFonts w:ascii="Times New Roman" w:hAnsi="Times New Roman" w:cs="Times New Roman"/>
          <w:sz w:val="28"/>
          <w:szCs w:val="28"/>
          <w:lang w:val="ru-RU"/>
        </w:rPr>
        <w:t xml:space="preserve">): </w:t>
      </w: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уществуют документированные требования, планы и базовый контроль (через Регламенты безопасности)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7B19A0" w:rsidRPr="007B19A0" w:rsidRDefault="007B19A0" w:rsidP="007B19A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7B19A0" w:rsidRDefault="007B19A0" w:rsidP="007B19A0">
      <w:pPr>
        <w:rPr>
          <w:rFonts w:ascii="Times New Roman" w:hAnsi="Times New Roman" w:cs="Times New Roman"/>
          <w:lang w:val="ru-RU"/>
        </w:rPr>
      </w:pPr>
      <w:r w:rsidRPr="007B19A0">
        <w:rPr>
          <w:rFonts w:ascii="Times New Roman" w:hAnsi="Times New Roman" w:cs="Times New Roman"/>
          <w:lang w:val="ru-RU"/>
        </w:rPr>
        <w:br w:type="page"/>
      </w:r>
    </w:p>
    <w:p w:rsidR="007B19A0" w:rsidRDefault="007B19A0" w:rsidP="007B19A0">
      <w:pPr>
        <w:pStyle w:val="1"/>
        <w:rPr>
          <w:rFonts w:ascii="Times New Roman" w:hAnsi="Times New Roman" w:cs="Times New Roman"/>
          <w:sz w:val="32"/>
          <w:lang w:val="ru-RU"/>
        </w:rPr>
      </w:pPr>
      <w:bookmarkStart w:id="9" w:name="_Ref212508352"/>
      <w:r w:rsidRPr="007B19A0">
        <w:rPr>
          <w:rFonts w:ascii="Times New Roman" w:hAnsi="Times New Roman" w:cs="Times New Roman"/>
          <w:sz w:val="32"/>
        </w:rPr>
        <w:lastRenderedPageBreak/>
        <w:t>3. Рекомендации по улучшению процесса</w:t>
      </w:r>
      <w:bookmarkEnd w:id="9"/>
    </w:p>
    <w:p w:rsidR="005404A6" w:rsidRPr="005404A6" w:rsidRDefault="005404A6" w:rsidP="005404A6">
      <w:pPr>
        <w:rPr>
          <w:lang w:val="ru-RU"/>
        </w:rPr>
      </w:pPr>
    </w:p>
    <w:p w:rsidR="007B19A0" w:rsidRDefault="007B19A0" w:rsidP="007B19A0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Для перехода</w:t>
      </w:r>
      <w:r w:rsidR="00796A6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 уровню 3 (</w:t>
      </w:r>
      <w:proofErr w:type="gramStart"/>
      <w:r w:rsidR="00796A64">
        <w:rPr>
          <w:rFonts w:ascii="Times New Roman" w:eastAsia="Times New Roman" w:hAnsi="Times New Roman" w:cs="Times New Roman"/>
          <w:sz w:val="28"/>
          <w:szCs w:val="28"/>
          <w:lang w:val="ru-RU"/>
        </w:rPr>
        <w:t>Определенный</w:t>
      </w:r>
      <w:proofErr w:type="gramEnd"/>
      <w:r w:rsidR="00796A6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нужно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состредоточиться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стандартизации и метриках. </w:t>
      </w:r>
    </w:p>
    <w:p w:rsidR="007B19A0" w:rsidRPr="007B19A0" w:rsidRDefault="007B19A0" w:rsidP="007B19A0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Рекомендации основаны на процессных областях CMMI:</w:t>
      </w:r>
    </w:p>
    <w:p w:rsidR="007B19A0" w:rsidRPr="007B19A0" w:rsidRDefault="007B19A0" w:rsidP="007B19A0">
      <w:pPr>
        <w:pStyle w:val="ae"/>
        <w:numPr>
          <w:ilvl w:val="3"/>
          <w:numId w:val="3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Стандартизировать процессы организации:</w:t>
      </w: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Разработайте единые шаблоны для ЖЦ </w:t>
      </w:r>
      <w:proofErr w:type="gram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ПО</w:t>
      </w:r>
      <w:proofErr w:type="gram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gram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от</w:t>
      </w:r>
      <w:proofErr w:type="gram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требований до 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валидации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), включая BPMN-диаграммы для алгоритмов и стандарты для интеграций. Это снизит несоответствия и перейдет к уровню 3 (Фокусирование на процессах организации).</w:t>
      </w:r>
    </w:p>
    <w:p w:rsidR="007B19A0" w:rsidRPr="007B19A0" w:rsidRDefault="007B19A0" w:rsidP="007B19A0">
      <w:pPr>
        <w:pStyle w:val="ae"/>
        <w:numPr>
          <w:ilvl w:val="3"/>
          <w:numId w:val="3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Внедрить метрики и анализ:</w:t>
      </w: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Введите KPI (время разработки, дефекты на модуль, ROI) с инструментами вроде 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Firebase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Analytics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. Проводите аудиты для анализа причин ошибок, приближая к уровню 4 (Количественный менеджмент проекта).</w:t>
      </w:r>
    </w:p>
    <w:p w:rsidR="007B19A0" w:rsidRPr="007B19A0" w:rsidRDefault="007B19A0" w:rsidP="007B19A0">
      <w:pPr>
        <w:pStyle w:val="ae"/>
        <w:numPr>
          <w:ilvl w:val="3"/>
          <w:numId w:val="3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Организовать обучение и команды:</w:t>
      </w: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Проведите тренинги по CMMI, 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Kotlin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Jetpack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команды. Создайте интегрированные команды (IT + бизнес) для улучшения коммуникации и рисков (Менеджмент рисков, Организационный тренинг).</w:t>
      </w:r>
    </w:p>
    <w:p w:rsidR="007B19A0" w:rsidRPr="007B19A0" w:rsidRDefault="007B19A0" w:rsidP="007B19A0">
      <w:pPr>
        <w:pStyle w:val="ae"/>
        <w:numPr>
          <w:ilvl w:val="3"/>
          <w:numId w:val="3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Управление инновациями:</w:t>
      </w: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Внедрите программу улучшений — ретроспективы проектов, анализ успехов/неудач, пилоты (AI для рисков). Установите 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measurable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цели для уровня 5 (Организационные инновации).</w:t>
      </w:r>
    </w:p>
    <w:p w:rsidR="007B19A0" w:rsidRPr="007B19A0" w:rsidRDefault="007B19A0" w:rsidP="007B19A0">
      <w:pPr>
        <w:pStyle w:val="ae"/>
        <w:numPr>
          <w:ilvl w:val="3"/>
          <w:numId w:val="3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Интегрировать с другими моделями:</w:t>
      </w: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Адаптируйте под ISO/IEC 15504 или SPICE для оценки, фокусируясь на слабостях (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валидация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, поставщики).</w:t>
      </w:r>
    </w:p>
    <w:p w:rsidR="007B19A0" w:rsidRPr="007B19A0" w:rsidRDefault="007B19A0" w:rsidP="007B19A0">
      <w:pPr>
        <w:rPr>
          <w:lang w:val="ru-RU"/>
        </w:rPr>
      </w:pPr>
    </w:p>
    <w:p w:rsidR="007B19A0" w:rsidRDefault="007B19A0">
      <w:r>
        <w:br w:type="page"/>
      </w:r>
    </w:p>
    <w:p w:rsidR="007B19A0" w:rsidRDefault="007B19A0" w:rsidP="007B19A0">
      <w:pPr>
        <w:pStyle w:val="1"/>
        <w:rPr>
          <w:rFonts w:ascii="Times New Roman" w:hAnsi="Times New Roman" w:cs="Times New Roman"/>
          <w:sz w:val="32"/>
          <w:lang w:val="ru-RU"/>
        </w:rPr>
      </w:pPr>
      <w:bookmarkStart w:id="10" w:name="_Ref212508369"/>
      <w:r w:rsidRPr="007B19A0">
        <w:rPr>
          <w:rFonts w:ascii="Times New Roman" w:hAnsi="Times New Roman" w:cs="Times New Roman"/>
          <w:sz w:val="32"/>
          <w:lang w:val="ru-RU"/>
        </w:rPr>
        <w:lastRenderedPageBreak/>
        <w:t>4. Что улучшит система в процессе</w:t>
      </w:r>
      <w:bookmarkEnd w:id="10"/>
    </w:p>
    <w:p w:rsidR="005404A6" w:rsidRPr="005404A6" w:rsidRDefault="005404A6" w:rsidP="005404A6">
      <w:pPr>
        <w:rPr>
          <w:lang w:val="ru-RU"/>
        </w:rPr>
      </w:pPr>
    </w:p>
    <w:p w:rsidR="007B19A0" w:rsidRPr="007B19A0" w:rsidRDefault="007B19A0" w:rsidP="007B19A0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Внедрение Android-приложения (на 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Kotlin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Jetpack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Compose</w:t>
      </w:r>
      <w:proofErr w:type="spellEnd"/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) улучшит процессы разработки/эксплуатации ПО, повышая зрелость:</w:t>
      </w:r>
    </w:p>
    <w:p w:rsidR="007B19A0" w:rsidRPr="005404A6" w:rsidRDefault="007B19A0" w:rsidP="005404A6">
      <w:pPr>
        <w:pStyle w:val="ae"/>
        <w:numPr>
          <w:ilvl w:val="6"/>
          <w:numId w:val="3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404A6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Повышение в процессных областях (уровень 3):</w:t>
      </w:r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Добавит стандарты мобильной разработки (MVVM/MVI, </w:t>
      </w:r>
      <w:proofErr w:type="spellStart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Navigation</w:t>
      </w:r>
      <w:proofErr w:type="spellEnd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Compose</w:t>
      </w:r>
      <w:proofErr w:type="spellEnd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усиливая "Техническое решение" и "Интеграция продукта". С верификацией (биометрия, 2FA) и </w:t>
      </w:r>
      <w:proofErr w:type="spellStart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валидацией</w:t>
      </w:r>
      <w:proofErr w:type="spellEnd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(адаптивный UI) процесс станет более определенным.</w:t>
      </w:r>
    </w:p>
    <w:p w:rsidR="007B19A0" w:rsidRPr="005404A6" w:rsidRDefault="007B19A0" w:rsidP="005404A6">
      <w:pPr>
        <w:pStyle w:val="ae"/>
        <w:numPr>
          <w:ilvl w:val="6"/>
          <w:numId w:val="3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11" w:name="_Ref212508125"/>
      <w:r w:rsidRPr="005404A6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Управление требованиями и рисками (уровни 2–3):</w:t>
      </w:r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Круглосуточный доступ, отчеты (PDF/XLSX), </w:t>
      </w:r>
      <w:proofErr w:type="spellStart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логирование</w:t>
      </w:r>
      <w:proofErr w:type="spellEnd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Timber</w:t>
      </w:r>
      <w:proofErr w:type="spellEnd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30 дней) снизит риски (SSL, OTP), </w:t>
      </w:r>
      <w:proofErr w:type="spellStart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минимизируя</w:t>
      </w:r>
      <w:proofErr w:type="spellEnd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ошибки клиентов и повышая качество (Менеджмент требований).</w:t>
      </w:r>
      <w:bookmarkEnd w:id="11"/>
    </w:p>
    <w:p w:rsidR="007B19A0" w:rsidRPr="005404A6" w:rsidRDefault="007B19A0" w:rsidP="005404A6">
      <w:pPr>
        <w:pStyle w:val="ae"/>
        <w:numPr>
          <w:ilvl w:val="6"/>
          <w:numId w:val="3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404A6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Количественные улучшения (приближение к уровню 4):</w:t>
      </w:r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Аналитика (</w:t>
      </w:r>
      <w:proofErr w:type="spellStart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Firebase</w:t>
      </w:r>
      <w:proofErr w:type="spellEnd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proofErr w:type="spellStart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AppCenter</w:t>
      </w:r>
      <w:proofErr w:type="spellEnd"/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>) соберет метрики (операции, ошибки), позволяя статистический анализ. Сокращение затрат/времени на 20–30% (по CMMI) через адаптивные интеграции (СБП, ЦБ РФ).</w:t>
      </w:r>
    </w:p>
    <w:p w:rsidR="007B19A0" w:rsidRPr="005404A6" w:rsidRDefault="007B19A0" w:rsidP="005404A6">
      <w:pPr>
        <w:pStyle w:val="ae"/>
        <w:numPr>
          <w:ilvl w:val="6"/>
          <w:numId w:val="3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404A6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Непрерывное улучшение (приближение к уровню 5):</w:t>
      </w:r>
      <w:r w:rsidRPr="005404A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Стимулирует инновации (темные темы, биометрия), анализ пользовательских данных для обновлений. Повысит обслуживание, снизит затраты, улучшит коммуникацию (Анализ причин и разрешение).</w:t>
      </w:r>
    </w:p>
    <w:p w:rsidR="007B19A0" w:rsidRPr="007B19A0" w:rsidRDefault="007B19A0" w:rsidP="007B19A0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A0">
        <w:rPr>
          <w:rFonts w:ascii="Times New Roman" w:eastAsia="Times New Roman" w:hAnsi="Times New Roman" w:cs="Times New Roman"/>
          <w:sz w:val="28"/>
          <w:szCs w:val="28"/>
          <w:lang w:val="ru-RU"/>
        </w:rPr>
        <w:t>В целом, система перейдет процесс от уровня 2 к элементам 3–4, улучшив качество продукта и эффективность.</w:t>
      </w:r>
    </w:p>
    <w:p w:rsidR="007B19A0" w:rsidRDefault="007B19A0">
      <w:pPr>
        <w:rPr>
          <w:lang w:val="ru-RU"/>
        </w:rPr>
      </w:pPr>
      <w:r>
        <w:rPr>
          <w:lang w:val="ru-RU"/>
        </w:rPr>
        <w:br w:type="page"/>
      </w:r>
    </w:p>
    <w:sectPr w:rsidR="007B19A0" w:rsidSect="007B19A0">
      <w:footerReference w:type="default" r:id="rId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7FA5" w:rsidRDefault="00847FA5">
      <w:pPr>
        <w:spacing w:after="0" w:line="240" w:lineRule="auto"/>
      </w:pPr>
      <w:r>
        <w:separator/>
      </w:r>
    </w:p>
  </w:endnote>
  <w:endnote w:type="continuationSeparator" w:id="0">
    <w:p w:rsidR="00847FA5" w:rsidRDefault="00847F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36057F6D-D1DA-4B63-BE38-917A8F2FD799}"/>
    <w:embedItalic r:id="rId2" w:fontKey="{0E0D82A5-F51C-48D3-A1AE-012D83807D02}"/>
    <w:embedBoldItalic r:id="rId3" w:fontKey="{315FD5A4-AD29-4706-92D4-BE0A2ED95EE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4" w:fontKey="{A8334367-D4CE-453A-A686-3785D4AC7F8B}"/>
    <w:embedBold r:id="rId5" w:fontKey="{017A63CA-2110-427E-B655-048EE859A91F}"/>
    <w:embedItalic r:id="rId6" w:fontKey="{962B9AB5-F69C-4224-AFB9-E426DB93242B}"/>
    <w:embedBoldItalic r:id="rId7" w:fontKey="{687F2ABD-E23A-4CCA-826E-DBF5D3DCE5E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44878589-08BF-4E6E-9B98-D5CF3B4E22D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7C92" w:rsidRPr="001C7C92" w:rsidRDefault="00847FA5">
    <w:pPr>
      <w:jc w:val="right"/>
      <w:rPr>
        <w:ins w:id="12" w:author="Ксения Ворончихина" w:date="2025-09-22T18:03:00Z"/>
        <w:rFonts w:ascii="Arial" w:eastAsia="Arial" w:hAnsi="Arial" w:cs="Arial"/>
        <w:rPrChange w:id="13" w:author="Ксения Ворончихина" w:date="2025-09-22T18:03:00Z">
          <w:rPr>
            <w:ins w:id="14" w:author="Ксения Ворончихина" w:date="2025-09-22T18:03:00Z"/>
            <w:rFonts w:ascii="Times New Roman" w:eastAsia="Times New Roman" w:hAnsi="Times New Roman" w:cs="Times New Roman"/>
            <w:sz w:val="24"/>
            <w:szCs w:val="24"/>
          </w:rPr>
        </w:rPrChange>
      </w:rPr>
    </w:pPr>
    <w:ins w:id="15" w:author="Ксения Ворончихина" w:date="2025-09-22T18:03:00Z">
      <w:r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sz w:val="24"/>
          <w:szCs w:val="24"/>
        </w:rPr>
        <w:instrText>PAGE</w:instrText>
      </w:r>
    </w:ins>
    <w:r w:rsidR="007B19A0"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796A64">
      <w:rPr>
        <w:rFonts w:ascii="Times New Roman" w:eastAsia="Times New Roman" w:hAnsi="Times New Roman" w:cs="Times New Roman"/>
        <w:noProof/>
        <w:sz w:val="24"/>
        <w:szCs w:val="24"/>
      </w:rPr>
      <w:t>1</w:t>
    </w:r>
    <w:ins w:id="16" w:author="Ксения Ворончихина" w:date="2025-09-22T18:03:00Z">
      <w:r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ins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7FA5" w:rsidRDefault="00847FA5">
      <w:pPr>
        <w:spacing w:after="0" w:line="240" w:lineRule="auto"/>
      </w:pPr>
      <w:r>
        <w:separator/>
      </w:r>
    </w:p>
  </w:footnote>
  <w:footnote w:type="continuationSeparator" w:id="0">
    <w:p w:rsidR="00847FA5" w:rsidRDefault="00847F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BCF496D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370A4B62"/>
    <w:multiLevelType w:val="multilevel"/>
    <w:tmpl w:val="877632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427E2380"/>
    <w:multiLevelType w:val="hybridMultilevel"/>
    <w:tmpl w:val="3524F8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9964838"/>
    <w:multiLevelType w:val="hybridMultilevel"/>
    <w:tmpl w:val="585C5C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E30D31"/>
    <w:multiLevelType w:val="multilevel"/>
    <w:tmpl w:val="9CAAA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F94148A"/>
    <w:multiLevelType w:val="hybridMultilevel"/>
    <w:tmpl w:val="5B203B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9220B2"/>
    <w:multiLevelType w:val="multilevel"/>
    <w:tmpl w:val="F36E89A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3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556D06D1"/>
    <w:multiLevelType w:val="multilevel"/>
    <w:tmpl w:val="5BBA67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77C91AEC"/>
    <w:multiLevelType w:val="multilevel"/>
    <w:tmpl w:val="0BC87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9754125"/>
    <w:multiLevelType w:val="multilevel"/>
    <w:tmpl w:val="F4E83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"/>
  </w:num>
  <w:num w:numId="3">
    <w:abstractNumId w:val="6"/>
  </w:num>
  <w:num w:numId="4">
    <w:abstractNumId w:val="0"/>
  </w:num>
  <w:num w:numId="5">
    <w:abstractNumId w:val="9"/>
  </w:num>
  <w:num w:numId="6">
    <w:abstractNumId w:val="8"/>
  </w:num>
  <w:num w:numId="7">
    <w:abstractNumId w:val="4"/>
  </w:num>
  <w:num w:numId="8">
    <w:abstractNumId w:val="3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C7C92"/>
    <w:rsid w:val="001C7C92"/>
    <w:rsid w:val="005404A6"/>
    <w:rsid w:val="00796A64"/>
    <w:rsid w:val="007B19A0"/>
    <w:rsid w:val="00847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B19A0"/>
  </w:style>
  <w:style w:type="paragraph" w:styleId="1">
    <w:name w:val="heading 1"/>
    <w:basedOn w:val="a0"/>
    <w:next w:val="a0"/>
    <w:link w:val="10"/>
    <w:uiPriority w:val="9"/>
    <w:qFormat/>
    <w:rsid w:val="007B19A0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7B19A0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7B19A0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7B19A0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5">
    <w:name w:val="heading 5"/>
    <w:basedOn w:val="a0"/>
    <w:next w:val="a0"/>
    <w:link w:val="50"/>
    <w:uiPriority w:val="9"/>
    <w:unhideWhenUsed/>
    <w:qFormat/>
    <w:rsid w:val="007B19A0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6">
    <w:name w:val="heading 6"/>
    <w:basedOn w:val="a0"/>
    <w:next w:val="a0"/>
    <w:link w:val="60"/>
    <w:uiPriority w:val="9"/>
    <w:unhideWhenUsed/>
    <w:qFormat/>
    <w:rsid w:val="007B19A0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B19A0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B19A0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B19A0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4">
    <w:name w:val="Title"/>
    <w:basedOn w:val="a0"/>
    <w:next w:val="a0"/>
    <w:link w:val="a5"/>
    <w:uiPriority w:val="10"/>
    <w:qFormat/>
    <w:rsid w:val="007B19A0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6">
    <w:name w:val="Subtitle"/>
    <w:basedOn w:val="a0"/>
    <w:next w:val="a0"/>
    <w:link w:val="a7"/>
    <w:uiPriority w:val="11"/>
    <w:qFormat/>
    <w:rsid w:val="007B19A0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table" w:customStyle="1" w:styleId="a8">
    <w:basedOn w:val="TableNormal"/>
    <w:tblPr>
      <w:tblStyleRowBandSize w:val="1"/>
      <w:tblStyleColBandSize w:val="1"/>
    </w:tblPr>
  </w:style>
  <w:style w:type="paragraph" w:styleId="a9">
    <w:name w:val="Balloon Text"/>
    <w:basedOn w:val="a0"/>
    <w:link w:val="aa"/>
    <w:uiPriority w:val="99"/>
    <w:semiHidden/>
    <w:unhideWhenUsed/>
    <w:rsid w:val="007B19A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7B19A0"/>
    <w:rPr>
      <w:rFonts w:ascii="Tahoma" w:hAnsi="Tahoma" w:cs="Tahoma"/>
      <w:sz w:val="16"/>
      <w:szCs w:val="16"/>
    </w:rPr>
  </w:style>
  <w:style w:type="paragraph" w:styleId="a">
    <w:name w:val="List Bullet"/>
    <w:basedOn w:val="a0"/>
    <w:uiPriority w:val="99"/>
    <w:unhideWhenUsed/>
    <w:rsid w:val="007B19A0"/>
    <w:pPr>
      <w:numPr>
        <w:numId w:val="4"/>
      </w:numPr>
      <w:contextualSpacing/>
    </w:pPr>
    <w:rPr>
      <w:lang w:val="en-US" w:eastAsia="en-US"/>
    </w:rPr>
  </w:style>
  <w:style w:type="character" w:customStyle="1" w:styleId="10">
    <w:name w:val="Заголовок 1 Знак"/>
    <w:basedOn w:val="a1"/>
    <w:link w:val="1"/>
    <w:uiPriority w:val="9"/>
    <w:rsid w:val="007B19A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7B19A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7B19A0"/>
    <w:rPr>
      <w:rFonts w:asciiTheme="majorHAnsi" w:eastAsiaTheme="majorEastAsia" w:hAnsiTheme="majorHAnsi" w:cstheme="majorBidi"/>
      <w:b/>
      <w:bCs/>
    </w:rPr>
  </w:style>
  <w:style w:type="character" w:customStyle="1" w:styleId="40">
    <w:name w:val="Заголовок 4 Знак"/>
    <w:basedOn w:val="a1"/>
    <w:link w:val="4"/>
    <w:uiPriority w:val="9"/>
    <w:rsid w:val="007B19A0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50">
    <w:name w:val="Заголовок 5 Знак"/>
    <w:basedOn w:val="a1"/>
    <w:link w:val="5"/>
    <w:uiPriority w:val="9"/>
    <w:rsid w:val="007B19A0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60">
    <w:name w:val="Заголовок 6 Знак"/>
    <w:basedOn w:val="a1"/>
    <w:link w:val="6"/>
    <w:uiPriority w:val="9"/>
    <w:rsid w:val="007B19A0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70">
    <w:name w:val="Заголовок 7 Знак"/>
    <w:basedOn w:val="a1"/>
    <w:link w:val="7"/>
    <w:uiPriority w:val="9"/>
    <w:semiHidden/>
    <w:rsid w:val="007B19A0"/>
    <w:rPr>
      <w:rFonts w:asciiTheme="majorHAnsi" w:eastAsiaTheme="majorEastAsia" w:hAnsiTheme="majorHAnsi" w:cstheme="majorBidi"/>
      <w:i/>
      <w:iCs/>
    </w:rPr>
  </w:style>
  <w:style w:type="character" w:customStyle="1" w:styleId="80">
    <w:name w:val="Заголовок 8 Знак"/>
    <w:basedOn w:val="a1"/>
    <w:link w:val="8"/>
    <w:uiPriority w:val="9"/>
    <w:semiHidden/>
    <w:rsid w:val="007B19A0"/>
    <w:rPr>
      <w:rFonts w:asciiTheme="majorHAnsi" w:eastAsiaTheme="majorEastAsia" w:hAnsiTheme="majorHAnsi" w:cstheme="majorBidi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7B19A0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customStyle="1" w:styleId="a5">
    <w:name w:val="Название Знак"/>
    <w:basedOn w:val="a1"/>
    <w:link w:val="a4"/>
    <w:uiPriority w:val="10"/>
    <w:rsid w:val="007B19A0"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a7">
    <w:name w:val="Подзаголовок Знак"/>
    <w:basedOn w:val="a1"/>
    <w:link w:val="a6"/>
    <w:uiPriority w:val="11"/>
    <w:rsid w:val="007B19A0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b">
    <w:name w:val="Strong"/>
    <w:uiPriority w:val="22"/>
    <w:qFormat/>
    <w:rsid w:val="007B19A0"/>
    <w:rPr>
      <w:b/>
      <w:bCs/>
    </w:rPr>
  </w:style>
  <w:style w:type="character" w:styleId="ac">
    <w:name w:val="Emphasis"/>
    <w:uiPriority w:val="20"/>
    <w:qFormat/>
    <w:rsid w:val="007B19A0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d">
    <w:name w:val="No Spacing"/>
    <w:basedOn w:val="a0"/>
    <w:uiPriority w:val="1"/>
    <w:qFormat/>
    <w:rsid w:val="007B19A0"/>
    <w:pPr>
      <w:spacing w:after="0" w:line="240" w:lineRule="auto"/>
    </w:pPr>
  </w:style>
  <w:style w:type="paragraph" w:styleId="ae">
    <w:name w:val="List Paragraph"/>
    <w:basedOn w:val="a0"/>
    <w:uiPriority w:val="34"/>
    <w:qFormat/>
    <w:rsid w:val="007B19A0"/>
    <w:pPr>
      <w:ind w:left="720"/>
      <w:contextualSpacing/>
    </w:pPr>
  </w:style>
  <w:style w:type="paragraph" w:styleId="21">
    <w:name w:val="Quote"/>
    <w:basedOn w:val="a0"/>
    <w:next w:val="a0"/>
    <w:link w:val="22"/>
    <w:uiPriority w:val="29"/>
    <w:qFormat/>
    <w:rsid w:val="007B19A0"/>
    <w:pPr>
      <w:spacing w:before="200" w:after="0"/>
      <w:ind w:left="360" w:right="360"/>
    </w:pPr>
    <w:rPr>
      <w:i/>
      <w:iCs/>
    </w:rPr>
  </w:style>
  <w:style w:type="character" w:customStyle="1" w:styleId="22">
    <w:name w:val="Цитата 2 Знак"/>
    <w:basedOn w:val="a1"/>
    <w:link w:val="21"/>
    <w:uiPriority w:val="29"/>
    <w:rsid w:val="007B19A0"/>
    <w:rPr>
      <w:i/>
      <w:iCs/>
    </w:rPr>
  </w:style>
  <w:style w:type="paragraph" w:styleId="af">
    <w:name w:val="Intense Quote"/>
    <w:basedOn w:val="a0"/>
    <w:next w:val="a0"/>
    <w:link w:val="af0"/>
    <w:uiPriority w:val="30"/>
    <w:qFormat/>
    <w:rsid w:val="007B19A0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f0">
    <w:name w:val="Выделенная цитата Знак"/>
    <w:basedOn w:val="a1"/>
    <w:link w:val="af"/>
    <w:uiPriority w:val="30"/>
    <w:rsid w:val="007B19A0"/>
    <w:rPr>
      <w:b/>
      <w:bCs/>
      <w:i/>
      <w:iCs/>
    </w:rPr>
  </w:style>
  <w:style w:type="character" w:styleId="af1">
    <w:name w:val="Subtle Emphasis"/>
    <w:uiPriority w:val="19"/>
    <w:qFormat/>
    <w:rsid w:val="007B19A0"/>
    <w:rPr>
      <w:i/>
      <w:iCs/>
    </w:rPr>
  </w:style>
  <w:style w:type="character" w:styleId="af2">
    <w:name w:val="Intense Emphasis"/>
    <w:uiPriority w:val="21"/>
    <w:qFormat/>
    <w:rsid w:val="007B19A0"/>
    <w:rPr>
      <w:b/>
      <w:bCs/>
    </w:rPr>
  </w:style>
  <w:style w:type="character" w:styleId="af3">
    <w:name w:val="Subtle Reference"/>
    <w:uiPriority w:val="31"/>
    <w:qFormat/>
    <w:rsid w:val="007B19A0"/>
    <w:rPr>
      <w:smallCaps/>
    </w:rPr>
  </w:style>
  <w:style w:type="character" w:styleId="af4">
    <w:name w:val="Intense Reference"/>
    <w:uiPriority w:val="32"/>
    <w:qFormat/>
    <w:rsid w:val="007B19A0"/>
    <w:rPr>
      <w:smallCaps/>
      <w:spacing w:val="5"/>
      <w:u w:val="single"/>
    </w:rPr>
  </w:style>
  <w:style w:type="character" w:styleId="af5">
    <w:name w:val="Book Title"/>
    <w:uiPriority w:val="33"/>
    <w:qFormat/>
    <w:rsid w:val="007B19A0"/>
    <w:rPr>
      <w:i/>
      <w:iCs/>
      <w:smallCaps/>
      <w:spacing w:val="5"/>
    </w:rPr>
  </w:style>
  <w:style w:type="paragraph" w:styleId="af6">
    <w:name w:val="TOC Heading"/>
    <w:basedOn w:val="1"/>
    <w:next w:val="a0"/>
    <w:uiPriority w:val="39"/>
    <w:semiHidden/>
    <w:unhideWhenUsed/>
    <w:qFormat/>
    <w:rsid w:val="007B19A0"/>
    <w:pPr>
      <w:outlineLvl w:val="9"/>
    </w:pPr>
    <w:rPr>
      <w:lang w:bidi="en-US"/>
    </w:rPr>
  </w:style>
  <w:style w:type="paragraph" w:styleId="af7">
    <w:name w:val="Normal (Web)"/>
    <w:basedOn w:val="a0"/>
    <w:uiPriority w:val="99"/>
    <w:semiHidden/>
    <w:unhideWhenUsed/>
    <w:rsid w:val="007B19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B19A0"/>
  </w:style>
  <w:style w:type="paragraph" w:styleId="1">
    <w:name w:val="heading 1"/>
    <w:basedOn w:val="a0"/>
    <w:next w:val="a0"/>
    <w:link w:val="10"/>
    <w:uiPriority w:val="9"/>
    <w:qFormat/>
    <w:rsid w:val="007B19A0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7B19A0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7B19A0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7B19A0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5">
    <w:name w:val="heading 5"/>
    <w:basedOn w:val="a0"/>
    <w:next w:val="a0"/>
    <w:link w:val="50"/>
    <w:uiPriority w:val="9"/>
    <w:unhideWhenUsed/>
    <w:qFormat/>
    <w:rsid w:val="007B19A0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6">
    <w:name w:val="heading 6"/>
    <w:basedOn w:val="a0"/>
    <w:next w:val="a0"/>
    <w:link w:val="60"/>
    <w:uiPriority w:val="9"/>
    <w:unhideWhenUsed/>
    <w:qFormat/>
    <w:rsid w:val="007B19A0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B19A0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B19A0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B19A0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4">
    <w:name w:val="Title"/>
    <w:basedOn w:val="a0"/>
    <w:next w:val="a0"/>
    <w:link w:val="a5"/>
    <w:uiPriority w:val="10"/>
    <w:qFormat/>
    <w:rsid w:val="007B19A0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6">
    <w:name w:val="Subtitle"/>
    <w:basedOn w:val="a0"/>
    <w:next w:val="a0"/>
    <w:link w:val="a7"/>
    <w:uiPriority w:val="11"/>
    <w:qFormat/>
    <w:rsid w:val="007B19A0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table" w:customStyle="1" w:styleId="a8">
    <w:basedOn w:val="TableNormal"/>
    <w:tblPr>
      <w:tblStyleRowBandSize w:val="1"/>
      <w:tblStyleColBandSize w:val="1"/>
    </w:tblPr>
  </w:style>
  <w:style w:type="paragraph" w:styleId="a9">
    <w:name w:val="Balloon Text"/>
    <w:basedOn w:val="a0"/>
    <w:link w:val="aa"/>
    <w:uiPriority w:val="99"/>
    <w:semiHidden/>
    <w:unhideWhenUsed/>
    <w:rsid w:val="007B19A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7B19A0"/>
    <w:rPr>
      <w:rFonts w:ascii="Tahoma" w:hAnsi="Tahoma" w:cs="Tahoma"/>
      <w:sz w:val="16"/>
      <w:szCs w:val="16"/>
    </w:rPr>
  </w:style>
  <w:style w:type="paragraph" w:styleId="a">
    <w:name w:val="List Bullet"/>
    <w:basedOn w:val="a0"/>
    <w:uiPriority w:val="99"/>
    <w:unhideWhenUsed/>
    <w:rsid w:val="007B19A0"/>
    <w:pPr>
      <w:numPr>
        <w:numId w:val="4"/>
      </w:numPr>
      <w:contextualSpacing/>
    </w:pPr>
    <w:rPr>
      <w:lang w:val="en-US" w:eastAsia="en-US"/>
    </w:rPr>
  </w:style>
  <w:style w:type="character" w:customStyle="1" w:styleId="10">
    <w:name w:val="Заголовок 1 Знак"/>
    <w:basedOn w:val="a1"/>
    <w:link w:val="1"/>
    <w:uiPriority w:val="9"/>
    <w:rsid w:val="007B19A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7B19A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7B19A0"/>
    <w:rPr>
      <w:rFonts w:asciiTheme="majorHAnsi" w:eastAsiaTheme="majorEastAsia" w:hAnsiTheme="majorHAnsi" w:cstheme="majorBidi"/>
      <w:b/>
      <w:bCs/>
    </w:rPr>
  </w:style>
  <w:style w:type="character" w:customStyle="1" w:styleId="40">
    <w:name w:val="Заголовок 4 Знак"/>
    <w:basedOn w:val="a1"/>
    <w:link w:val="4"/>
    <w:uiPriority w:val="9"/>
    <w:rsid w:val="007B19A0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50">
    <w:name w:val="Заголовок 5 Знак"/>
    <w:basedOn w:val="a1"/>
    <w:link w:val="5"/>
    <w:uiPriority w:val="9"/>
    <w:rsid w:val="007B19A0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60">
    <w:name w:val="Заголовок 6 Знак"/>
    <w:basedOn w:val="a1"/>
    <w:link w:val="6"/>
    <w:uiPriority w:val="9"/>
    <w:rsid w:val="007B19A0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70">
    <w:name w:val="Заголовок 7 Знак"/>
    <w:basedOn w:val="a1"/>
    <w:link w:val="7"/>
    <w:uiPriority w:val="9"/>
    <w:semiHidden/>
    <w:rsid w:val="007B19A0"/>
    <w:rPr>
      <w:rFonts w:asciiTheme="majorHAnsi" w:eastAsiaTheme="majorEastAsia" w:hAnsiTheme="majorHAnsi" w:cstheme="majorBidi"/>
      <w:i/>
      <w:iCs/>
    </w:rPr>
  </w:style>
  <w:style w:type="character" w:customStyle="1" w:styleId="80">
    <w:name w:val="Заголовок 8 Знак"/>
    <w:basedOn w:val="a1"/>
    <w:link w:val="8"/>
    <w:uiPriority w:val="9"/>
    <w:semiHidden/>
    <w:rsid w:val="007B19A0"/>
    <w:rPr>
      <w:rFonts w:asciiTheme="majorHAnsi" w:eastAsiaTheme="majorEastAsia" w:hAnsiTheme="majorHAnsi" w:cstheme="majorBidi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7B19A0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customStyle="1" w:styleId="a5">
    <w:name w:val="Название Знак"/>
    <w:basedOn w:val="a1"/>
    <w:link w:val="a4"/>
    <w:uiPriority w:val="10"/>
    <w:rsid w:val="007B19A0"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a7">
    <w:name w:val="Подзаголовок Знак"/>
    <w:basedOn w:val="a1"/>
    <w:link w:val="a6"/>
    <w:uiPriority w:val="11"/>
    <w:rsid w:val="007B19A0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b">
    <w:name w:val="Strong"/>
    <w:uiPriority w:val="22"/>
    <w:qFormat/>
    <w:rsid w:val="007B19A0"/>
    <w:rPr>
      <w:b/>
      <w:bCs/>
    </w:rPr>
  </w:style>
  <w:style w:type="character" w:styleId="ac">
    <w:name w:val="Emphasis"/>
    <w:uiPriority w:val="20"/>
    <w:qFormat/>
    <w:rsid w:val="007B19A0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d">
    <w:name w:val="No Spacing"/>
    <w:basedOn w:val="a0"/>
    <w:uiPriority w:val="1"/>
    <w:qFormat/>
    <w:rsid w:val="007B19A0"/>
    <w:pPr>
      <w:spacing w:after="0" w:line="240" w:lineRule="auto"/>
    </w:pPr>
  </w:style>
  <w:style w:type="paragraph" w:styleId="ae">
    <w:name w:val="List Paragraph"/>
    <w:basedOn w:val="a0"/>
    <w:uiPriority w:val="34"/>
    <w:qFormat/>
    <w:rsid w:val="007B19A0"/>
    <w:pPr>
      <w:ind w:left="720"/>
      <w:contextualSpacing/>
    </w:pPr>
  </w:style>
  <w:style w:type="paragraph" w:styleId="21">
    <w:name w:val="Quote"/>
    <w:basedOn w:val="a0"/>
    <w:next w:val="a0"/>
    <w:link w:val="22"/>
    <w:uiPriority w:val="29"/>
    <w:qFormat/>
    <w:rsid w:val="007B19A0"/>
    <w:pPr>
      <w:spacing w:before="200" w:after="0"/>
      <w:ind w:left="360" w:right="360"/>
    </w:pPr>
    <w:rPr>
      <w:i/>
      <w:iCs/>
    </w:rPr>
  </w:style>
  <w:style w:type="character" w:customStyle="1" w:styleId="22">
    <w:name w:val="Цитата 2 Знак"/>
    <w:basedOn w:val="a1"/>
    <w:link w:val="21"/>
    <w:uiPriority w:val="29"/>
    <w:rsid w:val="007B19A0"/>
    <w:rPr>
      <w:i/>
      <w:iCs/>
    </w:rPr>
  </w:style>
  <w:style w:type="paragraph" w:styleId="af">
    <w:name w:val="Intense Quote"/>
    <w:basedOn w:val="a0"/>
    <w:next w:val="a0"/>
    <w:link w:val="af0"/>
    <w:uiPriority w:val="30"/>
    <w:qFormat/>
    <w:rsid w:val="007B19A0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f0">
    <w:name w:val="Выделенная цитата Знак"/>
    <w:basedOn w:val="a1"/>
    <w:link w:val="af"/>
    <w:uiPriority w:val="30"/>
    <w:rsid w:val="007B19A0"/>
    <w:rPr>
      <w:b/>
      <w:bCs/>
      <w:i/>
      <w:iCs/>
    </w:rPr>
  </w:style>
  <w:style w:type="character" w:styleId="af1">
    <w:name w:val="Subtle Emphasis"/>
    <w:uiPriority w:val="19"/>
    <w:qFormat/>
    <w:rsid w:val="007B19A0"/>
    <w:rPr>
      <w:i/>
      <w:iCs/>
    </w:rPr>
  </w:style>
  <w:style w:type="character" w:styleId="af2">
    <w:name w:val="Intense Emphasis"/>
    <w:uiPriority w:val="21"/>
    <w:qFormat/>
    <w:rsid w:val="007B19A0"/>
    <w:rPr>
      <w:b/>
      <w:bCs/>
    </w:rPr>
  </w:style>
  <w:style w:type="character" w:styleId="af3">
    <w:name w:val="Subtle Reference"/>
    <w:uiPriority w:val="31"/>
    <w:qFormat/>
    <w:rsid w:val="007B19A0"/>
    <w:rPr>
      <w:smallCaps/>
    </w:rPr>
  </w:style>
  <w:style w:type="character" w:styleId="af4">
    <w:name w:val="Intense Reference"/>
    <w:uiPriority w:val="32"/>
    <w:qFormat/>
    <w:rsid w:val="007B19A0"/>
    <w:rPr>
      <w:smallCaps/>
      <w:spacing w:val="5"/>
      <w:u w:val="single"/>
    </w:rPr>
  </w:style>
  <w:style w:type="character" w:styleId="af5">
    <w:name w:val="Book Title"/>
    <w:uiPriority w:val="33"/>
    <w:qFormat/>
    <w:rsid w:val="007B19A0"/>
    <w:rPr>
      <w:i/>
      <w:iCs/>
      <w:smallCaps/>
      <w:spacing w:val="5"/>
    </w:rPr>
  </w:style>
  <w:style w:type="paragraph" w:styleId="af6">
    <w:name w:val="TOC Heading"/>
    <w:basedOn w:val="1"/>
    <w:next w:val="a0"/>
    <w:uiPriority w:val="39"/>
    <w:semiHidden/>
    <w:unhideWhenUsed/>
    <w:qFormat/>
    <w:rsid w:val="007B19A0"/>
    <w:pPr>
      <w:outlineLvl w:val="9"/>
    </w:pPr>
    <w:rPr>
      <w:lang w:bidi="en-US"/>
    </w:rPr>
  </w:style>
  <w:style w:type="paragraph" w:styleId="af7">
    <w:name w:val="Normal (Web)"/>
    <w:basedOn w:val="a0"/>
    <w:uiPriority w:val="99"/>
    <w:semiHidden/>
    <w:unhideWhenUsed/>
    <w:rsid w:val="007B19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54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785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ксеша</dc:creator>
  <cp:lastModifiedBy>ксеша</cp:lastModifiedBy>
  <cp:revision>2</cp:revision>
  <dcterms:created xsi:type="dcterms:W3CDTF">2025-10-27T22:53:00Z</dcterms:created>
  <dcterms:modified xsi:type="dcterms:W3CDTF">2025-10-27T22:53:00Z</dcterms:modified>
</cp:coreProperties>
</file>